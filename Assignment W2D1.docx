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2B108D" w14:textId="77777777" w:rsidR="003F10C5" w:rsidRDefault="003F10C5" w:rsidP="003F10C5">
      <w:pPr>
        <w:tabs>
          <w:tab w:val="left" w:pos="1539"/>
        </w:tabs>
      </w:pPr>
      <w:r>
        <w:t>Dear John Henderson,</w:t>
      </w:r>
    </w:p>
    <w:p w14:paraId="14B4194E" w14:textId="77777777" w:rsidR="009F0734" w:rsidRDefault="009F0734" w:rsidP="003F10C5">
      <w:pPr>
        <w:rPr>
          <w:rFonts w:ascii="Arial" w:hAnsi="Arial" w:cs="Arial"/>
          <w:color w:val="222222"/>
          <w:shd w:val="clear" w:color="auto" w:fill="FFFFFF"/>
        </w:rPr>
      </w:pPr>
    </w:p>
    <w:p w14:paraId="3326D747" w14:textId="6AFD5BB5" w:rsidR="003F10C5" w:rsidRDefault="003F10C5" w:rsidP="003F10C5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 hope you are doing well. I wanted to provide you with a detailed summary of the network investigation project I recently completed. Here’s a breakdown of the key findings:</w:t>
      </w:r>
    </w:p>
    <w:p w14:paraId="59CB6563" w14:textId="77777777" w:rsidR="009F0734" w:rsidRDefault="009F0734" w:rsidP="003F10C5">
      <w:pPr>
        <w:rPr>
          <w:rFonts w:ascii="Arial" w:hAnsi="Arial" w:cs="Arial"/>
          <w:color w:val="222222"/>
          <w:shd w:val="clear" w:color="auto" w:fill="FFFFFF"/>
        </w:rPr>
      </w:pPr>
    </w:p>
    <w:p w14:paraId="741D818D" w14:textId="77777777" w:rsidR="003F10C5" w:rsidRDefault="003F10C5" w:rsidP="003F10C5">
      <w:pPr>
        <w:pStyle w:val="ListParagraph"/>
        <w:numPr>
          <w:ilvl w:val="0"/>
          <w:numId w:val="1"/>
        </w:numPr>
      </w:pPr>
      <w:r>
        <w:t>Examination of Endpoints and IP Addresses:</w:t>
      </w:r>
    </w:p>
    <w:p w14:paraId="2AFFF85B" w14:textId="77777777" w:rsidR="003F10C5" w:rsidRDefault="003F10C5" w:rsidP="003F10C5">
      <w:pPr>
        <w:pStyle w:val="ListParagraph"/>
        <w:numPr>
          <w:ilvl w:val="0"/>
          <w:numId w:val="2"/>
        </w:numPr>
      </w:pPr>
      <w:r>
        <w:t xml:space="preserve">Utilized </w:t>
      </w:r>
      <w:proofErr w:type="spellStart"/>
      <w:r>
        <w:t>arp</w:t>
      </w:r>
      <w:proofErr w:type="spellEnd"/>
      <w:r>
        <w:t xml:space="preserve">-Scan and </w:t>
      </w:r>
      <w:proofErr w:type="spellStart"/>
      <w:r>
        <w:t>nmap</w:t>
      </w:r>
      <w:proofErr w:type="spellEnd"/>
      <w:r>
        <w:t xml:space="preserve"> to identify devices on the network.</w:t>
      </w:r>
    </w:p>
    <w:p w14:paraId="38E797E5" w14:textId="77777777" w:rsidR="003F10C5" w:rsidRDefault="003F10C5" w:rsidP="003F10C5">
      <w:pPr>
        <w:pStyle w:val="ListParagraph"/>
        <w:numPr>
          <w:ilvl w:val="0"/>
          <w:numId w:val="2"/>
        </w:numPr>
      </w:pPr>
      <w:r>
        <w:t>Confirmed IP addresses of the discovered devices.</w:t>
      </w:r>
    </w:p>
    <w:p w14:paraId="27BB080E" w14:textId="77777777" w:rsidR="003F10C5" w:rsidRDefault="003F10C5" w:rsidP="003F10C5">
      <w:pPr>
        <w:pStyle w:val="ListParagraph"/>
        <w:numPr>
          <w:ilvl w:val="0"/>
          <w:numId w:val="1"/>
        </w:numPr>
      </w:pPr>
      <w:r>
        <w:t>Open Ports on devices:</w:t>
      </w:r>
    </w:p>
    <w:p w14:paraId="4D30CF16" w14:textId="77777777" w:rsidR="003F10C5" w:rsidRDefault="003F10C5" w:rsidP="003F10C5">
      <w:pPr>
        <w:pStyle w:val="ListParagraph"/>
        <w:numPr>
          <w:ilvl w:val="0"/>
          <w:numId w:val="3"/>
        </w:numPr>
      </w:pPr>
      <w:r>
        <w:t xml:space="preserve">Conducted </w:t>
      </w:r>
      <w:proofErr w:type="spellStart"/>
      <w:r>
        <w:t>nmap</w:t>
      </w:r>
      <w:proofErr w:type="spellEnd"/>
      <w:r>
        <w:t xml:space="preserve"> scans to identify open ports on specific devices.</w:t>
      </w:r>
    </w:p>
    <w:p w14:paraId="64855C33" w14:textId="77777777" w:rsidR="003F10C5" w:rsidRDefault="003F10C5" w:rsidP="003F10C5">
      <w:pPr>
        <w:pStyle w:val="ListParagraph"/>
        <w:numPr>
          <w:ilvl w:val="0"/>
          <w:numId w:val="3"/>
        </w:numPr>
      </w:pPr>
      <w:r>
        <w:t>Recorded the open ports for each device.</w:t>
      </w:r>
    </w:p>
    <w:p w14:paraId="6B2F0F3B" w14:textId="77777777" w:rsidR="003F10C5" w:rsidRDefault="003F10C5" w:rsidP="003F10C5">
      <w:pPr>
        <w:pStyle w:val="ListParagraph"/>
        <w:numPr>
          <w:ilvl w:val="0"/>
          <w:numId w:val="1"/>
        </w:numPr>
      </w:pPr>
      <w:r>
        <w:t>Testing open port from Kali:</w:t>
      </w:r>
    </w:p>
    <w:p w14:paraId="07682A32" w14:textId="77777777" w:rsidR="003F10C5" w:rsidRDefault="003F10C5" w:rsidP="003F10C5">
      <w:pPr>
        <w:pStyle w:val="ListParagraph"/>
        <w:numPr>
          <w:ilvl w:val="0"/>
          <w:numId w:val="4"/>
        </w:numPr>
      </w:pPr>
      <w:r>
        <w:t xml:space="preserve">Ran comprehensive </w:t>
      </w:r>
      <w:proofErr w:type="spellStart"/>
      <w:r>
        <w:t>nmap</w:t>
      </w:r>
      <w:proofErr w:type="spellEnd"/>
      <w:r>
        <w:t xml:space="preserve"> scans to identify open ports across all machines in the network.</w:t>
      </w:r>
    </w:p>
    <w:p w14:paraId="42277909" w14:textId="77777777" w:rsidR="003F10C5" w:rsidRDefault="003F10C5" w:rsidP="003F10C5">
      <w:pPr>
        <w:pStyle w:val="ListParagraph"/>
        <w:numPr>
          <w:ilvl w:val="0"/>
          <w:numId w:val="1"/>
        </w:numPr>
      </w:pPr>
      <w:r>
        <w:t>Nmap scan for OS and Services Detection:</w:t>
      </w:r>
    </w:p>
    <w:p w14:paraId="665834C4" w14:textId="77777777" w:rsidR="003F10C5" w:rsidRDefault="003F10C5" w:rsidP="003F10C5">
      <w:pPr>
        <w:pStyle w:val="ListParagraph"/>
        <w:numPr>
          <w:ilvl w:val="0"/>
          <w:numId w:val="4"/>
        </w:numPr>
      </w:pPr>
      <w:r>
        <w:t>Noted the detected OS and services for each device.</w:t>
      </w:r>
    </w:p>
    <w:p w14:paraId="60ED2C7A" w14:textId="77777777" w:rsidR="003F10C5" w:rsidRDefault="003F10C5" w:rsidP="003F10C5">
      <w:pPr>
        <w:pStyle w:val="ListParagraph"/>
        <w:numPr>
          <w:ilvl w:val="0"/>
          <w:numId w:val="1"/>
        </w:numPr>
      </w:pPr>
      <w:r>
        <w:t>Network Traffic Analysis and ARP/MAC Capture:</w:t>
      </w:r>
    </w:p>
    <w:p w14:paraId="05D02608" w14:textId="77777777" w:rsidR="003F10C5" w:rsidRDefault="003F10C5" w:rsidP="003F10C5">
      <w:pPr>
        <w:pStyle w:val="ListParagraph"/>
        <w:numPr>
          <w:ilvl w:val="0"/>
          <w:numId w:val="5"/>
        </w:numPr>
      </w:pPr>
      <w:r>
        <w:t>Captured network traffic using Wireshark during port testing.</w:t>
      </w:r>
    </w:p>
    <w:p w14:paraId="0848C28B" w14:textId="77777777" w:rsidR="002970A8" w:rsidRDefault="002970A8" w:rsidP="003F10C5"/>
    <w:p w14:paraId="14F8EE96" w14:textId="31724834" w:rsidR="003F10C5" w:rsidRDefault="003F10C5" w:rsidP="003F10C5">
      <w:r>
        <w:t xml:space="preserve">Attached to this email are screenshots depicting each step of the process, including terminal commands, </w:t>
      </w:r>
      <w:proofErr w:type="spellStart"/>
      <w:r>
        <w:t>nmap</w:t>
      </w:r>
      <w:proofErr w:type="spellEnd"/>
      <w:r>
        <w:t xml:space="preserve"> scan outputs</w:t>
      </w:r>
      <w:r w:rsidR="00E4409F">
        <w:t xml:space="preserve"> and </w:t>
      </w:r>
      <w:r>
        <w:t>Wireshark captures</w:t>
      </w:r>
      <w:r w:rsidR="00A61747">
        <w:t xml:space="preserve"> and </w:t>
      </w:r>
      <w:r w:rsidR="00AC4712">
        <w:t xml:space="preserve">table </w:t>
      </w:r>
      <w:r w:rsidR="00FA0FE3">
        <w:t>with all the collected data posted</w:t>
      </w:r>
      <w:r>
        <w:t>. I’ve also included a</w:t>
      </w:r>
      <w:r w:rsidR="00DA303F">
        <w:t xml:space="preserve"> table</w:t>
      </w:r>
      <w:r>
        <w:t xml:space="preserve"> </w:t>
      </w:r>
      <w:r w:rsidR="00554A06">
        <w:t>of lists of the data</w:t>
      </w:r>
      <w:r>
        <w:t xml:space="preserve"> for all devices discovered on the network.</w:t>
      </w:r>
    </w:p>
    <w:p w14:paraId="2CE5BFB1" w14:textId="7DF38469" w:rsidR="003F10C5" w:rsidRDefault="00A61747" w:rsidP="003F10C5">
      <w:r>
        <w:t xml:space="preserve"> </w:t>
      </w:r>
    </w:p>
    <w:p w14:paraId="04F7C2EB" w14:textId="77777777" w:rsidR="003F10C5" w:rsidRDefault="003F10C5" w:rsidP="003F10C5">
      <w:r>
        <w:t>Thank you for your time and consideration. Please let me know if you need and further information or insights.</w:t>
      </w:r>
    </w:p>
    <w:p w14:paraId="2FFD6E24" w14:textId="77777777" w:rsidR="003F10C5" w:rsidRDefault="003F10C5" w:rsidP="003F10C5"/>
    <w:p w14:paraId="28771A78" w14:textId="77777777" w:rsidR="003F10C5" w:rsidRDefault="003F10C5" w:rsidP="003F10C5">
      <w:r>
        <w:t>Best regards,</w:t>
      </w:r>
    </w:p>
    <w:p w14:paraId="7C3F3AB1" w14:textId="77777777" w:rsidR="003F10C5" w:rsidRDefault="003F10C5" w:rsidP="003F10C5">
      <w:r>
        <w:t>Sabah diiriye</w:t>
      </w:r>
      <w:r w:rsidRPr="0082657B">
        <w:t xml:space="preserve"> </w:t>
      </w:r>
    </w:p>
    <w:p w14:paraId="53AB7818" w14:textId="77777777" w:rsidR="003F10C5" w:rsidRDefault="003F10C5"/>
    <w:p w14:paraId="59377449" w14:textId="77777777" w:rsidR="000F522D" w:rsidRDefault="000F522D"/>
    <w:p w14:paraId="079506CF" w14:textId="77777777" w:rsidR="000F522D" w:rsidRDefault="000F522D"/>
    <w:p w14:paraId="69FC35B3" w14:textId="77777777" w:rsidR="000F522D" w:rsidRDefault="000F522D"/>
    <w:p w14:paraId="54D28674" w14:textId="77777777" w:rsidR="000F522D" w:rsidRDefault="000F522D"/>
    <w:p w14:paraId="72685102" w14:textId="77777777" w:rsidR="000F522D" w:rsidRDefault="000F522D"/>
    <w:p w14:paraId="2CD9CA0A" w14:textId="77777777" w:rsidR="000F522D" w:rsidRDefault="000F522D"/>
    <w:p w14:paraId="467F1035" w14:textId="77777777" w:rsidR="000F522D" w:rsidRDefault="000F522D"/>
    <w:p w14:paraId="21DD87AD" w14:textId="77777777" w:rsidR="000F522D" w:rsidRDefault="000F522D"/>
    <w:p w14:paraId="6862A677" w14:textId="77777777" w:rsidR="00A636DE" w:rsidRDefault="00A636DE"/>
    <w:p w14:paraId="4E24317E" w14:textId="1FBB1D60" w:rsidR="00B512FF" w:rsidRDefault="00B512FF">
      <w:r>
        <w:t>Network</w:t>
      </w:r>
      <w:r w:rsidR="003F6AEE">
        <w:t>:172.16.14.0/</w:t>
      </w:r>
      <w:ins w:id="0" w:author="Microsoft Word" w:date="2023-08-28T14:34:00Z">
        <w:r w:rsidR="00B0625E">
          <w:t>24</w:t>
        </w:r>
      </w:ins>
    </w:p>
    <w:p w14:paraId="5B98C521" w14:textId="0ACBECE1" w:rsidR="009E1BB7" w:rsidRDefault="009E1BB7">
      <w:r>
        <w:t>Linux</w:t>
      </w:r>
    </w:p>
    <w:tbl>
      <w:tblPr>
        <w:tblStyle w:val="TableGrid"/>
        <w:tblW w:w="9575" w:type="dxa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5"/>
      </w:tblGrid>
      <w:tr w:rsidR="00FC38E5" w14:paraId="3B6153D8" w14:textId="77777777" w:rsidTr="00F507DD">
        <w:trPr>
          <w:trHeight w:val="442"/>
        </w:trPr>
        <w:tc>
          <w:tcPr>
            <w:tcW w:w="1915" w:type="dxa"/>
          </w:tcPr>
          <w:p w14:paraId="79116E9C" w14:textId="3A0D6BC8" w:rsidR="00FC38E5" w:rsidRDefault="00095B18">
            <w:r>
              <w:t>IP</w:t>
            </w:r>
          </w:p>
        </w:tc>
        <w:tc>
          <w:tcPr>
            <w:tcW w:w="1915" w:type="dxa"/>
          </w:tcPr>
          <w:p w14:paraId="2CCD5E72" w14:textId="4E5D9D9D" w:rsidR="00FC38E5" w:rsidRDefault="00095B18">
            <w:r>
              <w:t>Open Port</w:t>
            </w:r>
          </w:p>
        </w:tc>
        <w:tc>
          <w:tcPr>
            <w:tcW w:w="1915" w:type="dxa"/>
          </w:tcPr>
          <w:p w14:paraId="5DACF3FC" w14:textId="179C6E5A" w:rsidR="00FC38E5" w:rsidRDefault="00095B18">
            <w:r>
              <w:t>Services</w:t>
            </w:r>
          </w:p>
        </w:tc>
        <w:tc>
          <w:tcPr>
            <w:tcW w:w="1915" w:type="dxa"/>
          </w:tcPr>
          <w:p w14:paraId="4F18E9B5" w14:textId="0A12CAC2" w:rsidR="00FC38E5" w:rsidRDefault="00095B18">
            <w:r>
              <w:t>M</w:t>
            </w:r>
            <w:r w:rsidR="00F507DD">
              <w:t>AC</w:t>
            </w:r>
          </w:p>
        </w:tc>
        <w:tc>
          <w:tcPr>
            <w:tcW w:w="1915" w:type="dxa"/>
          </w:tcPr>
          <w:p w14:paraId="09CA9275" w14:textId="2D69EBB0" w:rsidR="00FC38E5" w:rsidRDefault="00F507DD">
            <w:r>
              <w:t>OS</w:t>
            </w:r>
          </w:p>
        </w:tc>
      </w:tr>
      <w:tr w:rsidR="00FC38E5" w14:paraId="5294AA55" w14:textId="77777777" w:rsidTr="00F507DD">
        <w:trPr>
          <w:trHeight w:val="884"/>
        </w:trPr>
        <w:tc>
          <w:tcPr>
            <w:tcW w:w="1915" w:type="dxa"/>
          </w:tcPr>
          <w:p w14:paraId="1FDA47EF" w14:textId="7F940BB1" w:rsidR="00FC38E5" w:rsidRDefault="00095B18">
            <w:r>
              <w:t>172.16.14.52</w:t>
            </w:r>
          </w:p>
        </w:tc>
        <w:tc>
          <w:tcPr>
            <w:tcW w:w="1915" w:type="dxa"/>
          </w:tcPr>
          <w:p w14:paraId="140653B9" w14:textId="2DDBEE23" w:rsidR="00FC38E5" w:rsidRDefault="00095B18">
            <w:r>
              <w:t>80,3389,9200</w:t>
            </w:r>
          </w:p>
        </w:tc>
        <w:tc>
          <w:tcPr>
            <w:tcW w:w="1915" w:type="dxa"/>
          </w:tcPr>
          <w:p w14:paraId="51C6A703" w14:textId="3A72960D" w:rsidR="00FC38E5" w:rsidRDefault="00095B18">
            <w:r>
              <w:t>http,</w:t>
            </w:r>
            <w:r w:rsidR="009A14F5">
              <w:t xml:space="preserve"> </w:t>
            </w:r>
            <w:proofErr w:type="spellStart"/>
            <w:r>
              <w:t>ms</w:t>
            </w:r>
            <w:proofErr w:type="spellEnd"/>
            <w:r>
              <w:t>-</w:t>
            </w:r>
            <w:proofErr w:type="spellStart"/>
            <w:r>
              <w:t>wbt</w:t>
            </w:r>
            <w:proofErr w:type="spellEnd"/>
            <w:r>
              <w:t xml:space="preserve">-server </w:t>
            </w:r>
            <w:proofErr w:type="spellStart"/>
            <w:r>
              <w:t>xrdp</w:t>
            </w:r>
            <w:proofErr w:type="spellEnd"/>
            <w:r w:rsidR="00962826">
              <w:t xml:space="preserve">, </w:t>
            </w:r>
            <w:proofErr w:type="spellStart"/>
            <w:r w:rsidR="00962826">
              <w:t>ssl</w:t>
            </w:r>
            <w:proofErr w:type="spellEnd"/>
            <w:r w:rsidR="00962826">
              <w:t>/</w:t>
            </w:r>
            <w:proofErr w:type="spellStart"/>
            <w:r w:rsidR="00962826">
              <w:t>rtsp</w:t>
            </w:r>
            <w:proofErr w:type="spellEnd"/>
            <w:r w:rsidR="00962826">
              <w:t xml:space="preserve"> </w:t>
            </w:r>
          </w:p>
        </w:tc>
        <w:tc>
          <w:tcPr>
            <w:tcW w:w="1915" w:type="dxa"/>
          </w:tcPr>
          <w:p w14:paraId="7F184158" w14:textId="77777777" w:rsidR="00095B18" w:rsidRDefault="00095B18" w:rsidP="00095B18">
            <w:proofErr w:type="gramStart"/>
            <w:r>
              <w:t>50:01:00:05:00:00</w:t>
            </w:r>
            <w:proofErr w:type="gramEnd"/>
          </w:p>
          <w:p w14:paraId="4D0210E1" w14:textId="77777777" w:rsidR="00FC38E5" w:rsidRDefault="00FC38E5"/>
        </w:tc>
        <w:tc>
          <w:tcPr>
            <w:tcW w:w="1915" w:type="dxa"/>
          </w:tcPr>
          <w:p w14:paraId="634E6C11" w14:textId="4CD0D020" w:rsidR="00FC38E5" w:rsidRDefault="00095B18">
            <w:r>
              <w:t>Ubuntu 4.15-5.6</w:t>
            </w:r>
          </w:p>
        </w:tc>
      </w:tr>
    </w:tbl>
    <w:p w14:paraId="3D76442B" w14:textId="77777777" w:rsidR="009E1BB7" w:rsidRDefault="009E1BB7"/>
    <w:p w14:paraId="1AFC577E" w14:textId="77777777" w:rsidR="002B7C79" w:rsidRDefault="002B7C79"/>
    <w:p w14:paraId="0E6FD1BD" w14:textId="77777777" w:rsidR="002B7C79" w:rsidRDefault="002B7C79"/>
    <w:p w14:paraId="6648609A" w14:textId="5DB546F3" w:rsidR="004B0A5F" w:rsidRDefault="004B0A5F">
      <w:proofErr w:type="spellStart"/>
      <w:r>
        <w:t>Winserver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2"/>
        <w:gridCol w:w="2109"/>
        <w:gridCol w:w="1784"/>
        <w:gridCol w:w="1868"/>
        <w:gridCol w:w="1777"/>
      </w:tblGrid>
      <w:tr w:rsidR="005E6E15" w14:paraId="450598E8" w14:textId="77777777" w:rsidTr="00FC2842">
        <w:tc>
          <w:tcPr>
            <w:tcW w:w="1870" w:type="dxa"/>
          </w:tcPr>
          <w:p w14:paraId="2B2DC331" w14:textId="39B5318C" w:rsidR="00FC2842" w:rsidRDefault="00B923BA" w:rsidP="00FC2842">
            <w:r>
              <w:t>IP</w:t>
            </w:r>
          </w:p>
        </w:tc>
        <w:tc>
          <w:tcPr>
            <w:tcW w:w="1870" w:type="dxa"/>
          </w:tcPr>
          <w:p w14:paraId="15A5FB4E" w14:textId="27C39DF8" w:rsidR="00FC2842" w:rsidRDefault="00B923BA" w:rsidP="00FC2842">
            <w:r>
              <w:t>Open Port</w:t>
            </w:r>
          </w:p>
        </w:tc>
        <w:tc>
          <w:tcPr>
            <w:tcW w:w="1870" w:type="dxa"/>
          </w:tcPr>
          <w:p w14:paraId="1BA6A446" w14:textId="43AD8711" w:rsidR="00FC2842" w:rsidRDefault="00387C51" w:rsidP="00FC2842">
            <w:r>
              <w:t>Services</w:t>
            </w:r>
          </w:p>
        </w:tc>
        <w:tc>
          <w:tcPr>
            <w:tcW w:w="1870" w:type="dxa"/>
          </w:tcPr>
          <w:p w14:paraId="62F8C919" w14:textId="5AC825FF" w:rsidR="00FC2842" w:rsidRDefault="00387C51" w:rsidP="00FC2842">
            <w:r>
              <w:t>MAC</w:t>
            </w:r>
          </w:p>
        </w:tc>
        <w:tc>
          <w:tcPr>
            <w:tcW w:w="1870" w:type="dxa"/>
          </w:tcPr>
          <w:p w14:paraId="7D47C2B5" w14:textId="39D7B095" w:rsidR="00FC2842" w:rsidRDefault="00387C51" w:rsidP="00FC2842">
            <w:r>
              <w:t>OS</w:t>
            </w:r>
          </w:p>
        </w:tc>
      </w:tr>
      <w:tr w:rsidR="005E6E15" w14:paraId="7A73DE59" w14:textId="77777777" w:rsidTr="00F56BE6">
        <w:trPr>
          <w:trHeight w:val="662"/>
        </w:trPr>
        <w:tc>
          <w:tcPr>
            <w:tcW w:w="1870" w:type="dxa"/>
          </w:tcPr>
          <w:p w14:paraId="02C7DF91" w14:textId="5E5D613D" w:rsidR="00FC2842" w:rsidRDefault="001B6986" w:rsidP="00FC2842">
            <w:r>
              <w:t>172.16.</w:t>
            </w:r>
            <w:r w:rsidR="00681F2B">
              <w:t>14.53</w:t>
            </w:r>
          </w:p>
        </w:tc>
        <w:tc>
          <w:tcPr>
            <w:tcW w:w="1870" w:type="dxa"/>
          </w:tcPr>
          <w:p w14:paraId="48D864A3" w14:textId="77333190" w:rsidR="00FC2842" w:rsidRDefault="00A162D8" w:rsidP="00FC2842">
            <w:r>
              <w:t>80</w:t>
            </w:r>
            <w:r w:rsidR="00B95CCF">
              <w:t>,135,139,445,3389</w:t>
            </w:r>
          </w:p>
        </w:tc>
        <w:tc>
          <w:tcPr>
            <w:tcW w:w="1870" w:type="dxa"/>
          </w:tcPr>
          <w:p w14:paraId="3099AC71" w14:textId="4DAB1EB2" w:rsidR="00FC2842" w:rsidRDefault="007C642E" w:rsidP="00FC2842">
            <w:r>
              <w:t>Ht</w:t>
            </w:r>
            <w:r w:rsidR="00B5124B">
              <w:t>tp</w:t>
            </w:r>
            <w:r w:rsidR="00DB6F02">
              <w:t xml:space="preserve">, </w:t>
            </w:r>
            <w:proofErr w:type="spellStart"/>
            <w:r>
              <w:t>msrpc</w:t>
            </w:r>
            <w:proofErr w:type="spellEnd"/>
            <w:r w:rsidR="0012083B">
              <w:t>,</w:t>
            </w:r>
            <w:r w:rsidR="00DB6F02">
              <w:t xml:space="preserve"> </w:t>
            </w:r>
            <w:proofErr w:type="spellStart"/>
            <w:r w:rsidR="0012083B">
              <w:t>netbios-ssn</w:t>
            </w:r>
            <w:proofErr w:type="spellEnd"/>
            <w:r w:rsidR="0012083B">
              <w:t>,</w:t>
            </w:r>
            <w:r w:rsidR="00687D46">
              <w:t xml:space="preserve"> </w:t>
            </w:r>
            <w:r w:rsidR="0012083B">
              <w:t>Microsoft-ad</w:t>
            </w:r>
            <w:r w:rsidR="00A33AB6">
              <w:t>s,</w:t>
            </w:r>
            <w:r w:rsidR="00687D46">
              <w:t xml:space="preserve"> </w:t>
            </w:r>
            <w:proofErr w:type="spellStart"/>
            <w:r w:rsidR="00A33AB6">
              <w:t>ms</w:t>
            </w:r>
            <w:proofErr w:type="spellEnd"/>
            <w:r w:rsidR="00A33AB6">
              <w:t>-</w:t>
            </w:r>
            <w:proofErr w:type="spellStart"/>
            <w:r w:rsidR="00A33AB6">
              <w:t>wbt</w:t>
            </w:r>
            <w:proofErr w:type="spellEnd"/>
            <w:r w:rsidR="006143E2">
              <w:t>-server</w:t>
            </w:r>
          </w:p>
        </w:tc>
        <w:tc>
          <w:tcPr>
            <w:tcW w:w="1870" w:type="dxa"/>
          </w:tcPr>
          <w:p w14:paraId="127932C3" w14:textId="4D8B344C" w:rsidR="00FC2842" w:rsidRDefault="00A64707" w:rsidP="00FC2842">
            <w:proofErr w:type="gramStart"/>
            <w:r>
              <w:t>50</w:t>
            </w:r>
            <w:r w:rsidR="00B752C7">
              <w:t>:01:00:</w:t>
            </w:r>
            <w:r w:rsidR="005E6E15">
              <w:t>01:15:00</w:t>
            </w:r>
            <w:proofErr w:type="gramEnd"/>
          </w:p>
        </w:tc>
        <w:tc>
          <w:tcPr>
            <w:tcW w:w="1870" w:type="dxa"/>
          </w:tcPr>
          <w:p w14:paraId="4E9D0FCC" w14:textId="4FACC026" w:rsidR="00FC2842" w:rsidRDefault="006D7C56" w:rsidP="00FC2842">
            <w:r>
              <w:t xml:space="preserve">Microsoft </w:t>
            </w:r>
            <w:r w:rsidR="00F241E5">
              <w:t>W</w:t>
            </w:r>
            <w:r w:rsidR="00C76D57">
              <w:t>indows</w:t>
            </w:r>
            <w:r w:rsidR="008D65B4">
              <w:t xml:space="preserve"> 10586-14</w:t>
            </w:r>
            <w:r w:rsidR="005C6909">
              <w:t>393</w:t>
            </w:r>
          </w:p>
        </w:tc>
      </w:tr>
    </w:tbl>
    <w:p w14:paraId="38BDEC81" w14:textId="77777777" w:rsidR="00FC2842" w:rsidRDefault="00FC2842" w:rsidP="00FC2842"/>
    <w:p w14:paraId="2C72C11C" w14:textId="421D920E" w:rsidR="007C3D32" w:rsidRDefault="007C3D32" w:rsidP="00FC2842">
      <w:r>
        <w:t>W</w:t>
      </w:r>
      <w:r w:rsidR="00E17938">
        <w:t>indow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62"/>
        <w:gridCol w:w="2332"/>
        <w:gridCol w:w="1967"/>
        <w:gridCol w:w="1861"/>
        <w:gridCol w:w="1528"/>
      </w:tblGrid>
      <w:tr w:rsidR="00040B48" w14:paraId="1631BCCC" w14:textId="77777777" w:rsidTr="00040B48">
        <w:tc>
          <w:tcPr>
            <w:tcW w:w="1870" w:type="dxa"/>
          </w:tcPr>
          <w:p w14:paraId="18267F9A" w14:textId="56044551" w:rsidR="00040B48" w:rsidRDefault="00E17938" w:rsidP="00FC2842">
            <w:r>
              <w:t>IP</w:t>
            </w:r>
          </w:p>
        </w:tc>
        <w:tc>
          <w:tcPr>
            <w:tcW w:w="1870" w:type="dxa"/>
          </w:tcPr>
          <w:p w14:paraId="17FA0690" w14:textId="69307C64" w:rsidR="00040B48" w:rsidRDefault="00E17938" w:rsidP="00FC2842">
            <w:r>
              <w:t>Open Port</w:t>
            </w:r>
          </w:p>
        </w:tc>
        <w:tc>
          <w:tcPr>
            <w:tcW w:w="1870" w:type="dxa"/>
          </w:tcPr>
          <w:p w14:paraId="6DDA6FFF" w14:textId="2DBB47B1" w:rsidR="00040B48" w:rsidRDefault="00687407" w:rsidP="00FC2842">
            <w:r>
              <w:t>Services</w:t>
            </w:r>
          </w:p>
        </w:tc>
        <w:tc>
          <w:tcPr>
            <w:tcW w:w="1870" w:type="dxa"/>
          </w:tcPr>
          <w:p w14:paraId="70078A0B" w14:textId="7FF0F497" w:rsidR="00040B48" w:rsidRDefault="00687407" w:rsidP="00FC2842">
            <w:r>
              <w:t>MAC</w:t>
            </w:r>
          </w:p>
        </w:tc>
        <w:tc>
          <w:tcPr>
            <w:tcW w:w="1870" w:type="dxa"/>
          </w:tcPr>
          <w:p w14:paraId="6C47B683" w14:textId="25B89C82" w:rsidR="00040B48" w:rsidRDefault="00687407" w:rsidP="00FC2842">
            <w:r>
              <w:t>OS</w:t>
            </w:r>
          </w:p>
        </w:tc>
      </w:tr>
      <w:tr w:rsidR="00040B48" w14:paraId="3822EFCC" w14:textId="77777777" w:rsidTr="00040B48">
        <w:trPr>
          <w:trHeight w:val="529"/>
        </w:trPr>
        <w:tc>
          <w:tcPr>
            <w:tcW w:w="1870" w:type="dxa"/>
          </w:tcPr>
          <w:p w14:paraId="0D24A5AB" w14:textId="6C6BBA5B" w:rsidR="00040B48" w:rsidRDefault="00CA6FCC" w:rsidP="00FC2842">
            <w:r>
              <w:t>172.16.1</w:t>
            </w:r>
            <w:r w:rsidR="00403E1C">
              <w:t>4</w:t>
            </w:r>
            <w:r w:rsidR="007E36EB">
              <w:t>.54</w:t>
            </w:r>
          </w:p>
        </w:tc>
        <w:tc>
          <w:tcPr>
            <w:tcW w:w="1870" w:type="dxa"/>
          </w:tcPr>
          <w:p w14:paraId="51F45681" w14:textId="6B67BB22" w:rsidR="00040B48" w:rsidRDefault="00A47BAA" w:rsidP="00FC2842">
            <w:r>
              <w:t>13</w:t>
            </w:r>
            <w:r w:rsidR="00610AAE">
              <w:t>5,139,445</w:t>
            </w:r>
            <w:r w:rsidR="008B67A1">
              <w:t>,</w:t>
            </w:r>
            <w:r w:rsidR="00FF39C5">
              <w:t>3389,5357</w:t>
            </w:r>
          </w:p>
        </w:tc>
        <w:tc>
          <w:tcPr>
            <w:tcW w:w="1870" w:type="dxa"/>
          </w:tcPr>
          <w:p w14:paraId="25A77459" w14:textId="38EE6425" w:rsidR="00040B48" w:rsidRDefault="00610AAE" w:rsidP="00FC2842">
            <w:proofErr w:type="spellStart"/>
            <w:r>
              <w:t>Ms-</w:t>
            </w:r>
            <w:r w:rsidR="00291E95">
              <w:t>wbt-</w:t>
            </w:r>
            <w:proofErr w:type="gramStart"/>
            <w:r w:rsidR="00291E95">
              <w:t>server,http</w:t>
            </w:r>
            <w:proofErr w:type="gramEnd"/>
            <w:r w:rsidR="009F7D4E">
              <w:t>,</w:t>
            </w:r>
            <w:r w:rsidR="00FD3252">
              <w:t>netbios</w:t>
            </w:r>
            <w:r w:rsidR="00C40236">
              <w:t>-ssn,Microsoft</w:t>
            </w:r>
            <w:proofErr w:type="spellEnd"/>
            <w:r w:rsidR="00C40236">
              <w:t xml:space="preserve"> -</w:t>
            </w:r>
            <w:r w:rsidR="00E75DA9">
              <w:t>ds</w:t>
            </w:r>
          </w:p>
        </w:tc>
        <w:tc>
          <w:tcPr>
            <w:tcW w:w="1870" w:type="dxa"/>
          </w:tcPr>
          <w:p w14:paraId="242739E0" w14:textId="2D7753E2" w:rsidR="00040B48" w:rsidRDefault="00017838" w:rsidP="00FC2842">
            <w:proofErr w:type="gramStart"/>
            <w:r>
              <w:t>50</w:t>
            </w:r>
            <w:r w:rsidR="00255A31">
              <w:t>:01:00:</w:t>
            </w:r>
            <w:r w:rsidR="00EF1351">
              <w:t>03:00:00</w:t>
            </w:r>
            <w:proofErr w:type="gramEnd"/>
          </w:p>
        </w:tc>
        <w:tc>
          <w:tcPr>
            <w:tcW w:w="1870" w:type="dxa"/>
          </w:tcPr>
          <w:p w14:paraId="0FE3FB0E" w14:textId="1798967F" w:rsidR="00040B48" w:rsidRDefault="00526E70" w:rsidP="00FC2842">
            <w:r>
              <w:t>Microsoft window 10 15</w:t>
            </w:r>
            <w:r w:rsidR="002B7654">
              <w:t>07-1607</w:t>
            </w:r>
          </w:p>
        </w:tc>
      </w:tr>
    </w:tbl>
    <w:p w14:paraId="5E457D67" w14:textId="77777777" w:rsidR="005C6909" w:rsidRDefault="005C6909" w:rsidP="00FC2842"/>
    <w:p w14:paraId="63ABF814" w14:textId="65430865" w:rsidR="00D11233" w:rsidRDefault="0045118D" w:rsidP="00FC2842">
      <w:r>
        <w:t>Kali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F35AC7" w14:paraId="546005EA" w14:textId="77777777" w:rsidTr="00F35AC7">
        <w:tc>
          <w:tcPr>
            <w:tcW w:w="1870" w:type="dxa"/>
          </w:tcPr>
          <w:p w14:paraId="2EDC148D" w14:textId="1322FCBC" w:rsidR="00F35AC7" w:rsidRDefault="0045118D" w:rsidP="00FC2842">
            <w:r>
              <w:t>IP</w:t>
            </w:r>
          </w:p>
        </w:tc>
        <w:tc>
          <w:tcPr>
            <w:tcW w:w="1870" w:type="dxa"/>
          </w:tcPr>
          <w:p w14:paraId="4C0D3EB0" w14:textId="3E913DBF" w:rsidR="00F35AC7" w:rsidRDefault="00CC39B0" w:rsidP="00FC2842">
            <w:r>
              <w:t>Open Port</w:t>
            </w:r>
          </w:p>
        </w:tc>
        <w:tc>
          <w:tcPr>
            <w:tcW w:w="1870" w:type="dxa"/>
          </w:tcPr>
          <w:p w14:paraId="332ABB22" w14:textId="33614287" w:rsidR="00F35AC7" w:rsidRDefault="00CC39B0" w:rsidP="00FC2842">
            <w:r>
              <w:t>Services</w:t>
            </w:r>
          </w:p>
        </w:tc>
        <w:tc>
          <w:tcPr>
            <w:tcW w:w="1870" w:type="dxa"/>
          </w:tcPr>
          <w:p w14:paraId="0959CEFD" w14:textId="0965A8E1" w:rsidR="00F35AC7" w:rsidRDefault="00CC39B0" w:rsidP="00FC2842">
            <w:r>
              <w:t>MAC</w:t>
            </w:r>
          </w:p>
        </w:tc>
        <w:tc>
          <w:tcPr>
            <w:tcW w:w="1870" w:type="dxa"/>
          </w:tcPr>
          <w:p w14:paraId="556665E6" w14:textId="7F98E659" w:rsidR="00F35AC7" w:rsidRDefault="00CC39B0" w:rsidP="00FC2842">
            <w:r>
              <w:t>OS</w:t>
            </w:r>
          </w:p>
        </w:tc>
      </w:tr>
      <w:tr w:rsidR="00F35AC7" w14:paraId="7CDE97CC" w14:textId="77777777" w:rsidTr="00F35AC7">
        <w:trPr>
          <w:trHeight w:val="377"/>
        </w:trPr>
        <w:tc>
          <w:tcPr>
            <w:tcW w:w="1870" w:type="dxa"/>
          </w:tcPr>
          <w:p w14:paraId="02CFC84A" w14:textId="6CC2C871" w:rsidR="00F35AC7" w:rsidRDefault="00F95228" w:rsidP="00FC2842">
            <w:r>
              <w:t>172</w:t>
            </w:r>
            <w:r w:rsidR="000452F5">
              <w:t>.16.14.51</w:t>
            </w:r>
          </w:p>
        </w:tc>
        <w:tc>
          <w:tcPr>
            <w:tcW w:w="1870" w:type="dxa"/>
          </w:tcPr>
          <w:p w14:paraId="78437008" w14:textId="34766F98" w:rsidR="00F35AC7" w:rsidRDefault="00E15995" w:rsidP="00FC2842">
            <w:r>
              <w:t>closed</w:t>
            </w:r>
          </w:p>
        </w:tc>
        <w:tc>
          <w:tcPr>
            <w:tcW w:w="1870" w:type="dxa"/>
          </w:tcPr>
          <w:p w14:paraId="4E2DE91B" w14:textId="279D2E8A" w:rsidR="00F35AC7" w:rsidRDefault="00E15995" w:rsidP="00FC2842">
            <w:r>
              <w:t>N</w:t>
            </w:r>
            <w:r w:rsidR="00EF2C76">
              <w:t>/A</w:t>
            </w:r>
          </w:p>
        </w:tc>
        <w:tc>
          <w:tcPr>
            <w:tcW w:w="1870" w:type="dxa"/>
          </w:tcPr>
          <w:p w14:paraId="52548780" w14:textId="24F2C5A3" w:rsidR="00F35AC7" w:rsidRDefault="0034729C" w:rsidP="00FC2842">
            <w:r>
              <w:t>N</w:t>
            </w:r>
            <w:r w:rsidR="00CC39B0">
              <w:t>/A</w:t>
            </w:r>
          </w:p>
        </w:tc>
        <w:tc>
          <w:tcPr>
            <w:tcW w:w="1870" w:type="dxa"/>
          </w:tcPr>
          <w:p w14:paraId="0FDF1969" w14:textId="73CC2FC4" w:rsidR="00F35AC7" w:rsidRDefault="00CC39B0" w:rsidP="00FC2842">
            <w:r>
              <w:t>N/A</w:t>
            </w:r>
          </w:p>
        </w:tc>
      </w:tr>
    </w:tbl>
    <w:p w14:paraId="00151B42" w14:textId="77777777" w:rsidR="00F35AC7" w:rsidRDefault="00F35AC7" w:rsidP="00FC2842"/>
    <w:p w14:paraId="180C84A0" w14:textId="19A3222D" w:rsidR="00D02320" w:rsidRDefault="00D02320" w:rsidP="00FC2842">
      <w:r>
        <w:t>Window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1"/>
        <w:gridCol w:w="2332"/>
        <w:gridCol w:w="1755"/>
        <w:gridCol w:w="1864"/>
        <w:gridCol w:w="1658"/>
      </w:tblGrid>
      <w:tr w:rsidR="00E75EBB" w14:paraId="378B97C6" w14:textId="77777777" w:rsidTr="00E75EBB">
        <w:tc>
          <w:tcPr>
            <w:tcW w:w="1870" w:type="dxa"/>
          </w:tcPr>
          <w:p w14:paraId="7DA767E6" w14:textId="2681E11A" w:rsidR="00E75EBB" w:rsidRDefault="00E76367" w:rsidP="00FC2842">
            <w:r>
              <w:t>IP</w:t>
            </w:r>
          </w:p>
        </w:tc>
        <w:tc>
          <w:tcPr>
            <w:tcW w:w="1870" w:type="dxa"/>
          </w:tcPr>
          <w:p w14:paraId="1A49D439" w14:textId="1D408E36" w:rsidR="00E75EBB" w:rsidRDefault="00F17FE8" w:rsidP="00FC2842">
            <w:r>
              <w:t>Open Port</w:t>
            </w:r>
          </w:p>
        </w:tc>
        <w:tc>
          <w:tcPr>
            <w:tcW w:w="1870" w:type="dxa"/>
          </w:tcPr>
          <w:p w14:paraId="1D5F5751" w14:textId="316FF194" w:rsidR="00E75EBB" w:rsidRDefault="00F17FE8" w:rsidP="00FC2842">
            <w:r>
              <w:t>Services</w:t>
            </w:r>
          </w:p>
        </w:tc>
        <w:tc>
          <w:tcPr>
            <w:tcW w:w="1870" w:type="dxa"/>
          </w:tcPr>
          <w:p w14:paraId="6DA57246" w14:textId="340604AF" w:rsidR="00E75EBB" w:rsidRDefault="003E7BE9" w:rsidP="00FC2842">
            <w:r>
              <w:t>MAC</w:t>
            </w:r>
          </w:p>
        </w:tc>
        <w:tc>
          <w:tcPr>
            <w:tcW w:w="1870" w:type="dxa"/>
          </w:tcPr>
          <w:p w14:paraId="7F1DDBF1" w14:textId="49B33CCB" w:rsidR="00E75EBB" w:rsidRDefault="003E7BE9" w:rsidP="00FC2842">
            <w:r>
              <w:t>OS</w:t>
            </w:r>
          </w:p>
        </w:tc>
      </w:tr>
      <w:tr w:rsidR="00E75EBB" w14:paraId="6A03DD2E" w14:textId="77777777" w:rsidTr="00E75EBB">
        <w:tc>
          <w:tcPr>
            <w:tcW w:w="1870" w:type="dxa"/>
          </w:tcPr>
          <w:p w14:paraId="014A5E13" w14:textId="32E3B421" w:rsidR="00E75EBB" w:rsidRDefault="0037194D" w:rsidP="00FC2842">
            <w:r>
              <w:t>172.16.14.</w:t>
            </w:r>
            <w:r w:rsidR="0012791E">
              <w:t>50</w:t>
            </w:r>
          </w:p>
        </w:tc>
        <w:tc>
          <w:tcPr>
            <w:tcW w:w="1870" w:type="dxa"/>
          </w:tcPr>
          <w:p w14:paraId="1D07BBE5" w14:textId="65EE0612" w:rsidR="00E75EBB" w:rsidRDefault="002A0383" w:rsidP="00FC2842">
            <w:r>
              <w:t>135</w:t>
            </w:r>
            <w:r w:rsidR="0038160B">
              <w:t>,139,445,3389,5357</w:t>
            </w:r>
          </w:p>
        </w:tc>
        <w:tc>
          <w:tcPr>
            <w:tcW w:w="1870" w:type="dxa"/>
          </w:tcPr>
          <w:p w14:paraId="4CC0147D" w14:textId="23B96880" w:rsidR="00E75EBB" w:rsidRDefault="006241AA" w:rsidP="00FC2842">
            <w:proofErr w:type="spellStart"/>
            <w:r>
              <w:t>M</w:t>
            </w:r>
            <w:r w:rsidR="00DE07BE">
              <w:t>srcp</w:t>
            </w:r>
            <w:proofErr w:type="spellEnd"/>
            <w:r w:rsidR="00DE07BE">
              <w:t>,</w:t>
            </w:r>
            <w:r>
              <w:t xml:space="preserve"> </w:t>
            </w:r>
            <w:proofErr w:type="spellStart"/>
            <w:r>
              <w:t>netbios</w:t>
            </w:r>
            <w:proofErr w:type="spellEnd"/>
            <w:r>
              <w:t xml:space="preserve">-ss, </w:t>
            </w:r>
            <w:r w:rsidR="00F5793A">
              <w:t>Microsoft-</w:t>
            </w:r>
            <w:proofErr w:type="spellStart"/>
            <w:proofErr w:type="gramStart"/>
            <w:r w:rsidR="00F5793A">
              <w:t>ad,Ms</w:t>
            </w:r>
            <w:proofErr w:type="spellEnd"/>
            <w:proofErr w:type="gramEnd"/>
            <w:r w:rsidR="00F5793A">
              <w:t>-</w:t>
            </w:r>
            <w:proofErr w:type="spellStart"/>
            <w:r w:rsidR="002A0383">
              <w:t>wbt-server,wsdapi</w:t>
            </w:r>
            <w:proofErr w:type="spellEnd"/>
          </w:p>
        </w:tc>
        <w:tc>
          <w:tcPr>
            <w:tcW w:w="1870" w:type="dxa"/>
          </w:tcPr>
          <w:p w14:paraId="7FDECBA5" w14:textId="3A7BD4AD" w:rsidR="00E75EBB" w:rsidRDefault="007B7261" w:rsidP="00FC2842">
            <w:proofErr w:type="gramStart"/>
            <w:r>
              <w:t>50:01:00:02</w:t>
            </w:r>
            <w:r w:rsidR="00F17FE8">
              <w:t>:00:00</w:t>
            </w:r>
            <w:proofErr w:type="gramEnd"/>
          </w:p>
        </w:tc>
        <w:tc>
          <w:tcPr>
            <w:tcW w:w="1870" w:type="dxa"/>
          </w:tcPr>
          <w:p w14:paraId="2137855C" w14:textId="15123313" w:rsidR="00E75EBB" w:rsidRDefault="00425AC4" w:rsidP="00FC2842">
            <w:r>
              <w:t>Microsoft</w:t>
            </w:r>
            <w:r w:rsidR="003E7BE9">
              <w:t xml:space="preserve"> Window 10 1507-1607</w:t>
            </w:r>
          </w:p>
        </w:tc>
      </w:tr>
    </w:tbl>
    <w:p w14:paraId="6EBE41EC" w14:textId="77777777" w:rsidR="009E7AA2" w:rsidRDefault="009E7AA2" w:rsidP="00FC2842"/>
    <w:p w14:paraId="0EF1ABC3" w14:textId="77777777" w:rsidR="006812EF" w:rsidRDefault="006812EF" w:rsidP="006812EF">
      <w:r>
        <w:lastRenderedPageBreak/>
        <w:t>Nmap scan 172……</w:t>
      </w:r>
      <w:proofErr w:type="gramStart"/>
      <w:r>
        <w:t>52</w:t>
      </w:r>
      <w:proofErr w:type="gramEnd"/>
    </w:p>
    <w:p w14:paraId="6856FE33" w14:textId="77777777" w:rsidR="006812EF" w:rsidRDefault="006812EF" w:rsidP="006812EF"/>
    <w:p w14:paraId="6C62EABA" w14:textId="77777777" w:rsidR="006812EF" w:rsidRDefault="006812EF" w:rsidP="006812EF">
      <w:r>
        <w:rPr>
          <w:noProof/>
        </w:rPr>
        <w:drawing>
          <wp:anchor distT="0" distB="0" distL="114300" distR="114300" simplePos="0" relativeHeight="251659264" behindDoc="0" locked="0" layoutInCell="1" allowOverlap="1" wp14:anchorId="6E86C4A3" wp14:editId="4332876B">
            <wp:simplePos x="914400" y="1202499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5695950"/>
            <wp:effectExtent l="0" t="0" r="0" b="0"/>
            <wp:wrapSquare wrapText="bothSides"/>
            <wp:docPr id="201985078" name="Picture 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5078" name="Picture 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9D3D99B" w14:textId="77777777" w:rsidR="006812EF" w:rsidRDefault="006812EF" w:rsidP="006812EF"/>
    <w:p w14:paraId="3F4FE8D9" w14:textId="77777777" w:rsidR="006812EF" w:rsidRDefault="006812EF" w:rsidP="006812EF"/>
    <w:p w14:paraId="77A4A8FE" w14:textId="77777777" w:rsidR="006812EF" w:rsidRDefault="006812EF" w:rsidP="006812EF"/>
    <w:p w14:paraId="02F40227" w14:textId="77777777" w:rsidR="006812EF" w:rsidRDefault="006812EF" w:rsidP="006812EF"/>
    <w:p w14:paraId="6603389B" w14:textId="77777777" w:rsidR="006812EF" w:rsidRDefault="006812EF" w:rsidP="006812EF"/>
    <w:p w14:paraId="249F731F" w14:textId="77777777" w:rsidR="006812EF" w:rsidRDefault="006812EF" w:rsidP="006812EF">
      <w:r>
        <w:lastRenderedPageBreak/>
        <w:t>Nmap scan 172……</w:t>
      </w:r>
      <w:proofErr w:type="gramStart"/>
      <w:r>
        <w:t>53</w:t>
      </w:r>
      <w:proofErr w:type="gramEnd"/>
    </w:p>
    <w:p w14:paraId="14102A75" w14:textId="77777777" w:rsidR="006812EF" w:rsidRDefault="006812EF" w:rsidP="006812EF">
      <w:r>
        <w:rPr>
          <w:noProof/>
        </w:rPr>
        <w:drawing>
          <wp:inline distT="0" distB="0" distL="0" distR="0" wp14:anchorId="0481E46C" wp14:editId="0624C0D4">
            <wp:extent cx="5943600" cy="4575810"/>
            <wp:effectExtent l="0" t="0" r="0" b="0"/>
            <wp:docPr id="1287077448" name="Picture 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77448" name="Picture 3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974D7" w14:textId="77777777" w:rsidR="006812EF" w:rsidRDefault="006812EF" w:rsidP="006812EF"/>
    <w:p w14:paraId="764427A1" w14:textId="77777777" w:rsidR="006812EF" w:rsidRDefault="006812EF" w:rsidP="006812EF"/>
    <w:p w14:paraId="2FB14F4A" w14:textId="77777777" w:rsidR="006812EF" w:rsidRDefault="006812EF" w:rsidP="006812EF"/>
    <w:p w14:paraId="403B90D7" w14:textId="77777777" w:rsidR="006812EF" w:rsidRDefault="006812EF" w:rsidP="006812EF"/>
    <w:p w14:paraId="48306278" w14:textId="77777777" w:rsidR="006812EF" w:rsidRDefault="006812EF" w:rsidP="006812EF"/>
    <w:p w14:paraId="033E71AF" w14:textId="77777777" w:rsidR="006812EF" w:rsidRDefault="006812EF" w:rsidP="006812EF"/>
    <w:p w14:paraId="0D9C031F" w14:textId="77777777" w:rsidR="006812EF" w:rsidRDefault="006812EF" w:rsidP="006812EF"/>
    <w:p w14:paraId="353066C0" w14:textId="77777777" w:rsidR="006812EF" w:rsidRDefault="006812EF" w:rsidP="006812EF"/>
    <w:p w14:paraId="1CE29DDB" w14:textId="77777777" w:rsidR="006812EF" w:rsidRDefault="006812EF" w:rsidP="006812EF"/>
    <w:p w14:paraId="3CCEA6B0" w14:textId="77777777" w:rsidR="006812EF" w:rsidRDefault="006812EF" w:rsidP="006812EF"/>
    <w:p w14:paraId="5EDD7664" w14:textId="77777777" w:rsidR="006812EF" w:rsidRDefault="006812EF" w:rsidP="006812EF"/>
    <w:p w14:paraId="7113CCF7" w14:textId="77777777" w:rsidR="006812EF" w:rsidRDefault="006812EF" w:rsidP="006812EF">
      <w:r>
        <w:lastRenderedPageBreak/>
        <w:t>Nmap scan 172……</w:t>
      </w:r>
      <w:proofErr w:type="gramStart"/>
      <w:r>
        <w:t>54</w:t>
      </w:r>
      <w:proofErr w:type="gramEnd"/>
    </w:p>
    <w:p w14:paraId="1FAB1C7D" w14:textId="77777777" w:rsidR="006812EF" w:rsidRDefault="006812EF" w:rsidP="006812EF">
      <w:r>
        <w:rPr>
          <w:noProof/>
        </w:rPr>
        <w:drawing>
          <wp:inline distT="0" distB="0" distL="0" distR="0" wp14:anchorId="4B064454" wp14:editId="4A783703">
            <wp:extent cx="5943600" cy="4736465"/>
            <wp:effectExtent l="0" t="0" r="0" b="6985"/>
            <wp:docPr id="1081718233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18233" name="Picture 4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AB86" w14:textId="77777777" w:rsidR="006812EF" w:rsidRDefault="006812EF" w:rsidP="006812EF"/>
    <w:p w14:paraId="3770EB6D" w14:textId="77777777" w:rsidR="006812EF" w:rsidRDefault="006812EF" w:rsidP="006812EF"/>
    <w:p w14:paraId="020493D7" w14:textId="77777777" w:rsidR="006812EF" w:rsidRDefault="006812EF" w:rsidP="006812EF"/>
    <w:p w14:paraId="04A83E0E" w14:textId="77777777" w:rsidR="006812EF" w:rsidRDefault="006812EF" w:rsidP="006812EF"/>
    <w:p w14:paraId="4561533D" w14:textId="77777777" w:rsidR="006812EF" w:rsidRDefault="006812EF" w:rsidP="006812EF"/>
    <w:p w14:paraId="41C325D0" w14:textId="77777777" w:rsidR="006812EF" w:rsidRDefault="006812EF" w:rsidP="006812EF"/>
    <w:p w14:paraId="768E853C" w14:textId="77777777" w:rsidR="006812EF" w:rsidRDefault="006812EF" w:rsidP="006812EF"/>
    <w:p w14:paraId="549A457B" w14:textId="77777777" w:rsidR="006812EF" w:rsidRDefault="006812EF" w:rsidP="006812EF"/>
    <w:p w14:paraId="3D687519" w14:textId="77777777" w:rsidR="006812EF" w:rsidRDefault="006812EF" w:rsidP="006812EF"/>
    <w:p w14:paraId="6B610BC2" w14:textId="77777777" w:rsidR="006812EF" w:rsidRDefault="006812EF" w:rsidP="006812EF"/>
    <w:p w14:paraId="050CFCDA" w14:textId="77777777" w:rsidR="006812EF" w:rsidRDefault="006812EF" w:rsidP="006812EF"/>
    <w:p w14:paraId="5E4CF5E9" w14:textId="77777777" w:rsidR="006812EF" w:rsidRDefault="006812EF" w:rsidP="006812EF">
      <w:r>
        <w:lastRenderedPageBreak/>
        <w:t>Nmap scan 172……</w:t>
      </w:r>
      <w:proofErr w:type="gramStart"/>
      <w:r>
        <w:t>51</w:t>
      </w:r>
      <w:proofErr w:type="gramEnd"/>
    </w:p>
    <w:p w14:paraId="4982C6C2" w14:textId="77777777" w:rsidR="006812EF" w:rsidRDefault="006812EF" w:rsidP="006812EF">
      <w:r>
        <w:rPr>
          <w:noProof/>
        </w:rPr>
        <w:drawing>
          <wp:inline distT="0" distB="0" distL="0" distR="0" wp14:anchorId="00E34888" wp14:editId="2A62461A">
            <wp:extent cx="5943600" cy="2979420"/>
            <wp:effectExtent l="0" t="0" r="0" b="0"/>
            <wp:docPr id="1942511536" name="Picture 5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11536" name="Picture 5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D585" w14:textId="77777777" w:rsidR="006812EF" w:rsidRDefault="006812EF" w:rsidP="006812EF"/>
    <w:p w14:paraId="2F7F2F60" w14:textId="77777777" w:rsidR="006812EF" w:rsidRDefault="006812EF" w:rsidP="006812EF"/>
    <w:p w14:paraId="3D494A78" w14:textId="77777777" w:rsidR="006812EF" w:rsidRDefault="006812EF" w:rsidP="006812EF"/>
    <w:p w14:paraId="3FBABA35" w14:textId="77777777" w:rsidR="006812EF" w:rsidRDefault="006812EF" w:rsidP="006812EF"/>
    <w:p w14:paraId="79864A35" w14:textId="77777777" w:rsidR="006812EF" w:rsidRDefault="006812EF" w:rsidP="006812EF"/>
    <w:p w14:paraId="2FD9D3FB" w14:textId="77777777" w:rsidR="006812EF" w:rsidRDefault="006812EF" w:rsidP="006812EF"/>
    <w:p w14:paraId="52A6206B" w14:textId="77777777" w:rsidR="006812EF" w:rsidRDefault="006812EF" w:rsidP="006812EF"/>
    <w:p w14:paraId="4A3699B6" w14:textId="77777777" w:rsidR="006812EF" w:rsidRDefault="006812EF" w:rsidP="006812EF"/>
    <w:p w14:paraId="2BB3CA16" w14:textId="77777777" w:rsidR="006812EF" w:rsidRDefault="006812EF" w:rsidP="006812EF"/>
    <w:p w14:paraId="2B5C8835" w14:textId="77777777" w:rsidR="006812EF" w:rsidRDefault="006812EF" w:rsidP="006812EF"/>
    <w:p w14:paraId="17E22768" w14:textId="77777777" w:rsidR="006812EF" w:rsidRDefault="006812EF" w:rsidP="006812EF"/>
    <w:p w14:paraId="5A0E8590" w14:textId="77777777" w:rsidR="006812EF" w:rsidRDefault="006812EF" w:rsidP="006812EF"/>
    <w:p w14:paraId="7A26DBC5" w14:textId="77777777" w:rsidR="006812EF" w:rsidRDefault="006812EF" w:rsidP="006812EF"/>
    <w:p w14:paraId="3FCA1B70" w14:textId="77777777" w:rsidR="006812EF" w:rsidRDefault="006812EF" w:rsidP="006812EF"/>
    <w:p w14:paraId="478B6FBA" w14:textId="77777777" w:rsidR="006812EF" w:rsidRDefault="006812EF" w:rsidP="006812EF"/>
    <w:p w14:paraId="4B4A1CD1" w14:textId="77777777" w:rsidR="006812EF" w:rsidRDefault="006812EF" w:rsidP="006812EF"/>
    <w:p w14:paraId="75406D7E" w14:textId="77777777" w:rsidR="006812EF" w:rsidRDefault="006812EF" w:rsidP="006812EF"/>
    <w:p w14:paraId="43B5665F" w14:textId="77777777" w:rsidR="006812EF" w:rsidRDefault="006812EF" w:rsidP="006812EF">
      <w:r>
        <w:lastRenderedPageBreak/>
        <w:t>Nmap scan 172……</w:t>
      </w:r>
      <w:proofErr w:type="gramStart"/>
      <w:r>
        <w:t>50</w:t>
      </w:r>
      <w:proofErr w:type="gramEnd"/>
    </w:p>
    <w:p w14:paraId="21251E0F" w14:textId="77777777" w:rsidR="006812EF" w:rsidRDefault="006812EF" w:rsidP="006812EF">
      <w:r>
        <w:rPr>
          <w:noProof/>
        </w:rPr>
        <w:drawing>
          <wp:inline distT="0" distB="0" distL="0" distR="0" wp14:anchorId="17280BDF" wp14:editId="765C205F">
            <wp:extent cx="5943600" cy="5485130"/>
            <wp:effectExtent l="0" t="0" r="0" b="1270"/>
            <wp:docPr id="59890983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09836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EED3B" w14:textId="77777777" w:rsidR="006812EF" w:rsidRDefault="006812EF" w:rsidP="006812EF"/>
    <w:p w14:paraId="79DFCAB8" w14:textId="77777777" w:rsidR="006812EF" w:rsidRDefault="006812EF" w:rsidP="006812EF"/>
    <w:p w14:paraId="1970F054" w14:textId="77777777" w:rsidR="006812EF" w:rsidRDefault="006812EF" w:rsidP="006812EF"/>
    <w:p w14:paraId="1CC0872E" w14:textId="77777777" w:rsidR="006812EF" w:rsidRDefault="006812EF" w:rsidP="006812EF"/>
    <w:p w14:paraId="210EC030" w14:textId="77777777" w:rsidR="006812EF" w:rsidRDefault="006812EF" w:rsidP="006812EF"/>
    <w:p w14:paraId="4DEFA80F" w14:textId="77777777" w:rsidR="006812EF" w:rsidRDefault="006812EF" w:rsidP="006812EF"/>
    <w:p w14:paraId="7E0F313F" w14:textId="77777777" w:rsidR="006812EF" w:rsidRDefault="006812EF" w:rsidP="006812EF"/>
    <w:p w14:paraId="27E12A03" w14:textId="77777777" w:rsidR="006812EF" w:rsidRDefault="006812EF" w:rsidP="006812EF"/>
    <w:p w14:paraId="04156CC4" w14:textId="77777777" w:rsidR="006812EF" w:rsidRDefault="006812EF" w:rsidP="006812EF">
      <w:r>
        <w:lastRenderedPageBreak/>
        <w:t xml:space="preserve">Nmap scan entire map </w:t>
      </w:r>
      <w:proofErr w:type="gramStart"/>
      <w:r>
        <w:t>part1</w:t>
      </w:r>
      <w:proofErr w:type="gramEnd"/>
    </w:p>
    <w:p w14:paraId="44FA4D1B" w14:textId="77777777" w:rsidR="006812EF" w:rsidRDefault="006812EF" w:rsidP="006812EF">
      <w:r>
        <w:rPr>
          <w:noProof/>
        </w:rPr>
        <w:drawing>
          <wp:inline distT="0" distB="0" distL="0" distR="0" wp14:anchorId="4752C11A" wp14:editId="4CC6E9EC">
            <wp:extent cx="5943600" cy="5709920"/>
            <wp:effectExtent l="0" t="0" r="0" b="5080"/>
            <wp:docPr id="1723217864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17864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927FC" w14:textId="77777777" w:rsidR="00A345F7" w:rsidRDefault="00A345F7" w:rsidP="006812EF"/>
    <w:p w14:paraId="2F53816A" w14:textId="77777777" w:rsidR="00A345F7" w:rsidRDefault="00A345F7" w:rsidP="006812EF"/>
    <w:p w14:paraId="417CF3D7" w14:textId="77777777" w:rsidR="00A345F7" w:rsidRDefault="00A345F7" w:rsidP="006812EF"/>
    <w:p w14:paraId="1FEBEC5E" w14:textId="77777777" w:rsidR="00A345F7" w:rsidRDefault="00A345F7" w:rsidP="006812EF"/>
    <w:p w14:paraId="425E7812" w14:textId="77777777" w:rsidR="00A345F7" w:rsidRDefault="00A345F7" w:rsidP="006812EF"/>
    <w:p w14:paraId="1E50D150" w14:textId="77777777" w:rsidR="00A345F7" w:rsidRDefault="00A345F7" w:rsidP="006812EF"/>
    <w:p w14:paraId="07366390" w14:textId="77777777" w:rsidR="00A345F7" w:rsidRDefault="00A345F7" w:rsidP="006812EF"/>
    <w:p w14:paraId="516CDD99" w14:textId="1D7AB31F" w:rsidR="006812EF" w:rsidRDefault="006812EF" w:rsidP="006812EF">
      <w:r>
        <w:lastRenderedPageBreak/>
        <w:t xml:space="preserve">Nmap scan entire map </w:t>
      </w:r>
      <w:proofErr w:type="gramStart"/>
      <w:r>
        <w:t>part2</w:t>
      </w:r>
      <w:proofErr w:type="gramEnd"/>
    </w:p>
    <w:p w14:paraId="587E19C9" w14:textId="77777777" w:rsidR="006812EF" w:rsidRDefault="006812EF" w:rsidP="006812EF">
      <w:r>
        <w:rPr>
          <w:noProof/>
        </w:rPr>
        <w:drawing>
          <wp:inline distT="0" distB="0" distL="0" distR="0" wp14:anchorId="0608D6A8" wp14:editId="1C1FAF4B">
            <wp:extent cx="5943600" cy="5858510"/>
            <wp:effectExtent l="0" t="0" r="0" b="8890"/>
            <wp:docPr id="95199946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9946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20BD" w14:textId="77777777" w:rsidR="006812EF" w:rsidRDefault="006812EF" w:rsidP="006812EF"/>
    <w:p w14:paraId="17E4E202" w14:textId="77777777" w:rsidR="006812EF" w:rsidRDefault="006812EF" w:rsidP="006812EF"/>
    <w:p w14:paraId="42BF1735" w14:textId="77777777" w:rsidR="006812EF" w:rsidRDefault="006812EF" w:rsidP="006812EF"/>
    <w:p w14:paraId="37EA13BC" w14:textId="77777777" w:rsidR="006812EF" w:rsidRDefault="006812EF" w:rsidP="006812EF"/>
    <w:p w14:paraId="2A03F814" w14:textId="77777777" w:rsidR="006812EF" w:rsidRDefault="006812EF" w:rsidP="006812EF"/>
    <w:p w14:paraId="7550D681" w14:textId="77777777" w:rsidR="006812EF" w:rsidRDefault="006812EF" w:rsidP="006812EF"/>
    <w:p w14:paraId="3941F864" w14:textId="77777777" w:rsidR="006812EF" w:rsidRDefault="006812EF" w:rsidP="006812EF"/>
    <w:p w14:paraId="6C9CC887" w14:textId="77777777" w:rsidR="00581BC7" w:rsidRDefault="00581BC7" w:rsidP="006812EF"/>
    <w:p w14:paraId="23893B30" w14:textId="3D636932" w:rsidR="00581BC7" w:rsidRDefault="009951B9" w:rsidP="006812EF">
      <w:r>
        <w:t>Capture network traf</w:t>
      </w:r>
      <w:r w:rsidR="003D15FD">
        <w:t>fic</w:t>
      </w:r>
      <w:r w:rsidR="00A96C0E">
        <w:t xml:space="preserve"> Wireshark 172….</w:t>
      </w:r>
      <w:r w:rsidR="00AA63E6">
        <w:t>50</w:t>
      </w:r>
    </w:p>
    <w:p w14:paraId="478FB104" w14:textId="7D46BCB5" w:rsidR="006812EF" w:rsidRDefault="00581BC7" w:rsidP="006812EF">
      <w:r>
        <w:rPr>
          <w:noProof/>
        </w:rPr>
        <w:drawing>
          <wp:inline distT="0" distB="0" distL="0" distR="0" wp14:anchorId="58EF582C" wp14:editId="224F1774">
            <wp:extent cx="5943600" cy="5165725"/>
            <wp:effectExtent l="0" t="0" r="0" b="0"/>
            <wp:docPr id="112446922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6922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4065D" w14:textId="77777777" w:rsidR="00241516" w:rsidRDefault="00241516" w:rsidP="006812EF"/>
    <w:p w14:paraId="045E16E5" w14:textId="77777777" w:rsidR="00241516" w:rsidRDefault="00241516" w:rsidP="006812EF"/>
    <w:p w14:paraId="42A87A89" w14:textId="77777777" w:rsidR="00241516" w:rsidRDefault="00241516" w:rsidP="006812EF"/>
    <w:p w14:paraId="2A5D29D4" w14:textId="77777777" w:rsidR="00241516" w:rsidRDefault="00241516" w:rsidP="006812EF"/>
    <w:p w14:paraId="361135FB" w14:textId="77777777" w:rsidR="00241516" w:rsidRDefault="00241516" w:rsidP="006812EF"/>
    <w:p w14:paraId="2A7D2933" w14:textId="77777777" w:rsidR="00241516" w:rsidRDefault="00241516" w:rsidP="006812EF"/>
    <w:p w14:paraId="570A1BF9" w14:textId="77777777" w:rsidR="00241516" w:rsidRDefault="00241516" w:rsidP="006812EF"/>
    <w:p w14:paraId="640380E5" w14:textId="77777777" w:rsidR="00241516" w:rsidRDefault="00241516" w:rsidP="006812EF"/>
    <w:p w14:paraId="1B58BAF9" w14:textId="77777777" w:rsidR="00241516" w:rsidRDefault="00241516" w:rsidP="006812EF"/>
    <w:p w14:paraId="65699D27" w14:textId="7574C28E" w:rsidR="00AA63E6" w:rsidRDefault="00522D84" w:rsidP="006812EF">
      <w:r>
        <w:t xml:space="preserve">Capture network </w:t>
      </w:r>
      <w:proofErr w:type="gramStart"/>
      <w:r>
        <w:t>traffic..</w:t>
      </w:r>
      <w:proofErr w:type="gramEnd"/>
      <w:r>
        <w:t>Wireshark..17</w:t>
      </w:r>
      <w:r w:rsidR="00953017">
        <w:t>2……51</w:t>
      </w:r>
    </w:p>
    <w:p w14:paraId="4F32A2F9" w14:textId="475F21D6" w:rsidR="00953017" w:rsidRDefault="00953017" w:rsidP="006812EF">
      <w:r>
        <w:rPr>
          <w:noProof/>
        </w:rPr>
        <w:drawing>
          <wp:inline distT="0" distB="0" distL="0" distR="0" wp14:anchorId="5C49757D" wp14:editId="0E9FAD3C">
            <wp:extent cx="5943600" cy="6083935"/>
            <wp:effectExtent l="0" t="0" r="0" b="0"/>
            <wp:docPr id="1338718682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18682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5326D" w14:textId="77777777" w:rsidR="00241516" w:rsidRDefault="00241516" w:rsidP="006812EF"/>
    <w:p w14:paraId="5CD63C08" w14:textId="77777777" w:rsidR="00241516" w:rsidRDefault="00241516" w:rsidP="006812EF"/>
    <w:p w14:paraId="5A83C6EA" w14:textId="77777777" w:rsidR="00241516" w:rsidRDefault="00241516" w:rsidP="006812EF"/>
    <w:p w14:paraId="309364DD" w14:textId="77777777" w:rsidR="00241516" w:rsidRDefault="00241516" w:rsidP="006812EF"/>
    <w:p w14:paraId="5AACE121" w14:textId="77777777" w:rsidR="00241516" w:rsidRDefault="00241516" w:rsidP="006812EF"/>
    <w:p w14:paraId="527D3FB7" w14:textId="77777777" w:rsidR="00241516" w:rsidRDefault="00241516" w:rsidP="006812EF"/>
    <w:p w14:paraId="49DB42ED" w14:textId="788647CB" w:rsidR="00E8150A" w:rsidRDefault="00E8150A" w:rsidP="006812EF">
      <w:r>
        <w:t>Capture network traffic… Wireshark….172</w:t>
      </w:r>
      <w:proofErr w:type="gramStart"/>
      <w:r>
        <w:t>…..</w:t>
      </w:r>
      <w:proofErr w:type="gramEnd"/>
      <w:r w:rsidR="009F16A4">
        <w:t>52</w:t>
      </w:r>
    </w:p>
    <w:p w14:paraId="695C8AFD" w14:textId="728FC030" w:rsidR="009F16A4" w:rsidRDefault="009F16A4" w:rsidP="006812EF">
      <w:r>
        <w:rPr>
          <w:noProof/>
        </w:rPr>
        <w:drawing>
          <wp:inline distT="0" distB="0" distL="0" distR="0" wp14:anchorId="0B2C72B7" wp14:editId="54B3CF80">
            <wp:extent cx="5943600" cy="6089650"/>
            <wp:effectExtent l="0" t="0" r="0" b="6350"/>
            <wp:docPr id="95384205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4205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7DE0" w14:textId="77777777" w:rsidR="00241516" w:rsidRDefault="00241516" w:rsidP="006812EF"/>
    <w:p w14:paraId="010C5E43" w14:textId="77777777" w:rsidR="00241516" w:rsidRDefault="00241516" w:rsidP="006812EF"/>
    <w:p w14:paraId="676DA80C" w14:textId="77777777" w:rsidR="00241516" w:rsidRDefault="00241516" w:rsidP="006812EF"/>
    <w:p w14:paraId="20CF2DCF" w14:textId="77777777" w:rsidR="00241516" w:rsidRDefault="00241516" w:rsidP="006812EF"/>
    <w:p w14:paraId="4585FA1E" w14:textId="77777777" w:rsidR="00241516" w:rsidRDefault="00241516" w:rsidP="006812EF"/>
    <w:p w14:paraId="09046971" w14:textId="77777777" w:rsidR="00241516" w:rsidRDefault="00241516" w:rsidP="006812EF"/>
    <w:p w14:paraId="55DA09C9" w14:textId="3FD928F1" w:rsidR="00EF461F" w:rsidRDefault="00EF461F" w:rsidP="006812EF">
      <w:r>
        <w:t>Capture network traffic</w:t>
      </w:r>
      <w:proofErr w:type="gramStart"/>
      <w:r>
        <w:t>….Wireshark</w:t>
      </w:r>
      <w:proofErr w:type="gramEnd"/>
      <w:r w:rsidR="00241516">
        <w:t xml:space="preserve"> …172…..53</w:t>
      </w:r>
    </w:p>
    <w:p w14:paraId="33C28711" w14:textId="2037C200" w:rsidR="00270F70" w:rsidRDefault="00270F70" w:rsidP="006812EF">
      <w:r>
        <w:rPr>
          <w:noProof/>
        </w:rPr>
        <w:drawing>
          <wp:inline distT="0" distB="0" distL="0" distR="0" wp14:anchorId="216E9305" wp14:editId="0C5A4C96">
            <wp:extent cx="5943600" cy="6076950"/>
            <wp:effectExtent l="0" t="0" r="0" b="0"/>
            <wp:docPr id="104078807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88072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CAF" w14:textId="77777777" w:rsidR="00270F70" w:rsidRDefault="00270F70" w:rsidP="006812EF"/>
    <w:p w14:paraId="5FA935E3" w14:textId="77777777" w:rsidR="00270F70" w:rsidRDefault="00270F70" w:rsidP="006812EF"/>
    <w:p w14:paraId="02904AB4" w14:textId="77777777" w:rsidR="00270F70" w:rsidRDefault="00270F70" w:rsidP="006812EF"/>
    <w:p w14:paraId="1A6DBEF3" w14:textId="77777777" w:rsidR="00270F70" w:rsidRDefault="00270F70" w:rsidP="006812EF"/>
    <w:p w14:paraId="4E15B0E8" w14:textId="77777777" w:rsidR="00270F70" w:rsidRDefault="00270F70" w:rsidP="006812EF"/>
    <w:p w14:paraId="2D701C74" w14:textId="77777777" w:rsidR="00270F70" w:rsidRDefault="00270F70" w:rsidP="006812EF"/>
    <w:p w14:paraId="46EFA1E0" w14:textId="757D644E" w:rsidR="00270F70" w:rsidRDefault="00270F70" w:rsidP="006812EF">
      <w:r>
        <w:t>Capture network traffic… Wireshark….172……54</w:t>
      </w:r>
    </w:p>
    <w:p w14:paraId="0A0E24A4" w14:textId="7C1088EF" w:rsidR="00270F70" w:rsidRDefault="00A5675D" w:rsidP="006812EF">
      <w:r>
        <w:rPr>
          <w:noProof/>
        </w:rPr>
        <w:drawing>
          <wp:inline distT="0" distB="0" distL="0" distR="0" wp14:anchorId="230C616E" wp14:editId="220752A5">
            <wp:extent cx="5943600" cy="6248400"/>
            <wp:effectExtent l="0" t="0" r="0" b="0"/>
            <wp:docPr id="191415266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2662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DE67B" w14:textId="77777777" w:rsidR="00D83E55" w:rsidRDefault="00D83E55" w:rsidP="006812EF"/>
    <w:p w14:paraId="1C24941D" w14:textId="77777777" w:rsidR="00953017" w:rsidRDefault="00953017" w:rsidP="006812EF"/>
    <w:p w14:paraId="47A4893E" w14:textId="77777777" w:rsidR="00A345F7" w:rsidRDefault="00A345F7" w:rsidP="00A345F7">
      <w:r w:rsidRPr="00E87351">
        <w:t>House, N. (2023, August 24). Nmap Cheat Sheet 2023: All the Commands, Flags &amp; Switches. </w:t>
      </w:r>
      <w:proofErr w:type="spellStart"/>
      <w:r w:rsidRPr="00E87351">
        <w:rPr>
          <w:i/>
          <w:iCs/>
        </w:rPr>
        <w:t>StationX</w:t>
      </w:r>
      <w:proofErr w:type="spellEnd"/>
      <w:r w:rsidRPr="00E87351">
        <w:t>. </w:t>
      </w:r>
      <w:hyperlink r:id="rId17" w:history="1">
        <w:r w:rsidRPr="001144CD">
          <w:rPr>
            <w:rStyle w:val="Hyperlink"/>
          </w:rPr>
          <w:t>https://www.stationx.net/nmap-cheat-sheet/</w:t>
        </w:r>
      </w:hyperlink>
    </w:p>
    <w:p w14:paraId="1277AE9A" w14:textId="1A6C1B88" w:rsidR="00161B4E" w:rsidRDefault="00161B4E" w:rsidP="00C43073"/>
    <w:sectPr w:rsidR="00161B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175C0"/>
    <w:multiLevelType w:val="hybridMultilevel"/>
    <w:tmpl w:val="41D853A6"/>
    <w:lvl w:ilvl="0" w:tplc="1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F50040D"/>
    <w:multiLevelType w:val="hybridMultilevel"/>
    <w:tmpl w:val="B380E52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E7A09"/>
    <w:multiLevelType w:val="hybridMultilevel"/>
    <w:tmpl w:val="D6946754"/>
    <w:lvl w:ilvl="0" w:tplc="1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4C23511"/>
    <w:multiLevelType w:val="hybridMultilevel"/>
    <w:tmpl w:val="1A7C5764"/>
    <w:lvl w:ilvl="0" w:tplc="1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A224B6"/>
    <w:multiLevelType w:val="hybridMultilevel"/>
    <w:tmpl w:val="1286E0AA"/>
    <w:lvl w:ilvl="0" w:tplc="10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4735495">
    <w:abstractNumId w:val="1"/>
  </w:num>
  <w:num w:numId="2" w16cid:durableId="743113968">
    <w:abstractNumId w:val="3"/>
  </w:num>
  <w:num w:numId="3" w16cid:durableId="216938563">
    <w:abstractNumId w:val="0"/>
  </w:num>
  <w:num w:numId="4" w16cid:durableId="251819900">
    <w:abstractNumId w:val="2"/>
  </w:num>
  <w:num w:numId="5" w16cid:durableId="5067521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BB7"/>
    <w:rsid w:val="00017838"/>
    <w:rsid w:val="00040B48"/>
    <w:rsid w:val="00041617"/>
    <w:rsid w:val="000452F5"/>
    <w:rsid w:val="00095B18"/>
    <w:rsid w:val="000F522D"/>
    <w:rsid w:val="001068AF"/>
    <w:rsid w:val="0012083B"/>
    <w:rsid w:val="0012791E"/>
    <w:rsid w:val="00154508"/>
    <w:rsid w:val="00161B4E"/>
    <w:rsid w:val="0016510C"/>
    <w:rsid w:val="001975FC"/>
    <w:rsid w:val="001B6986"/>
    <w:rsid w:val="00241516"/>
    <w:rsid w:val="00255A31"/>
    <w:rsid w:val="00263372"/>
    <w:rsid w:val="00263870"/>
    <w:rsid w:val="00263AC4"/>
    <w:rsid w:val="00263DAE"/>
    <w:rsid w:val="00270F70"/>
    <w:rsid w:val="00291E95"/>
    <w:rsid w:val="002970A8"/>
    <w:rsid w:val="002A0383"/>
    <w:rsid w:val="002B7654"/>
    <w:rsid w:val="002B7C79"/>
    <w:rsid w:val="0030242C"/>
    <w:rsid w:val="003164C2"/>
    <w:rsid w:val="0034729C"/>
    <w:rsid w:val="0037194D"/>
    <w:rsid w:val="00374AFB"/>
    <w:rsid w:val="0038160B"/>
    <w:rsid w:val="00387C51"/>
    <w:rsid w:val="003D15FD"/>
    <w:rsid w:val="003E7BE9"/>
    <w:rsid w:val="003F10C5"/>
    <w:rsid w:val="003F6AEE"/>
    <w:rsid w:val="00403E1C"/>
    <w:rsid w:val="00425AC4"/>
    <w:rsid w:val="0045118D"/>
    <w:rsid w:val="004760E8"/>
    <w:rsid w:val="00486911"/>
    <w:rsid w:val="004B0A5F"/>
    <w:rsid w:val="004C4AB1"/>
    <w:rsid w:val="004D528E"/>
    <w:rsid w:val="004F2F56"/>
    <w:rsid w:val="005145FF"/>
    <w:rsid w:val="00522D84"/>
    <w:rsid w:val="00526E70"/>
    <w:rsid w:val="00554A06"/>
    <w:rsid w:val="00581BC7"/>
    <w:rsid w:val="005C6909"/>
    <w:rsid w:val="005E0D11"/>
    <w:rsid w:val="005E6E15"/>
    <w:rsid w:val="0060529E"/>
    <w:rsid w:val="00610AAE"/>
    <w:rsid w:val="006143E2"/>
    <w:rsid w:val="006241AA"/>
    <w:rsid w:val="00661E48"/>
    <w:rsid w:val="006812EF"/>
    <w:rsid w:val="00681F2B"/>
    <w:rsid w:val="00687407"/>
    <w:rsid w:val="00687D46"/>
    <w:rsid w:val="006B5345"/>
    <w:rsid w:val="006C0A70"/>
    <w:rsid w:val="006D7C56"/>
    <w:rsid w:val="007A2200"/>
    <w:rsid w:val="007B48A0"/>
    <w:rsid w:val="007B7261"/>
    <w:rsid w:val="007C3D32"/>
    <w:rsid w:val="007C642E"/>
    <w:rsid w:val="007E36EB"/>
    <w:rsid w:val="008A11B2"/>
    <w:rsid w:val="008B67A1"/>
    <w:rsid w:val="008D65B4"/>
    <w:rsid w:val="008E51D1"/>
    <w:rsid w:val="00953017"/>
    <w:rsid w:val="00962826"/>
    <w:rsid w:val="009640FB"/>
    <w:rsid w:val="009951B9"/>
    <w:rsid w:val="009A14F5"/>
    <w:rsid w:val="009B08CB"/>
    <w:rsid w:val="009E1BB7"/>
    <w:rsid w:val="009E2646"/>
    <w:rsid w:val="009E7AA2"/>
    <w:rsid w:val="009F0734"/>
    <w:rsid w:val="009F16A4"/>
    <w:rsid w:val="009F7D4E"/>
    <w:rsid w:val="00A162D8"/>
    <w:rsid w:val="00A31BA0"/>
    <w:rsid w:val="00A33AB6"/>
    <w:rsid w:val="00A345F7"/>
    <w:rsid w:val="00A47BAA"/>
    <w:rsid w:val="00A5675D"/>
    <w:rsid w:val="00A61747"/>
    <w:rsid w:val="00A636DE"/>
    <w:rsid w:val="00A64707"/>
    <w:rsid w:val="00A92740"/>
    <w:rsid w:val="00A96C0E"/>
    <w:rsid w:val="00AA63E6"/>
    <w:rsid w:val="00AA7EA5"/>
    <w:rsid w:val="00AC4712"/>
    <w:rsid w:val="00B0625E"/>
    <w:rsid w:val="00B5124B"/>
    <w:rsid w:val="00B512FF"/>
    <w:rsid w:val="00B752C7"/>
    <w:rsid w:val="00B923BA"/>
    <w:rsid w:val="00B95CCF"/>
    <w:rsid w:val="00BD5C1B"/>
    <w:rsid w:val="00BF7885"/>
    <w:rsid w:val="00C40236"/>
    <w:rsid w:val="00C43073"/>
    <w:rsid w:val="00C76D57"/>
    <w:rsid w:val="00C833A1"/>
    <w:rsid w:val="00CA6FCC"/>
    <w:rsid w:val="00CB6879"/>
    <w:rsid w:val="00CC39B0"/>
    <w:rsid w:val="00D02320"/>
    <w:rsid w:val="00D11233"/>
    <w:rsid w:val="00D83E55"/>
    <w:rsid w:val="00DA303F"/>
    <w:rsid w:val="00DB5D86"/>
    <w:rsid w:val="00DB6F02"/>
    <w:rsid w:val="00DE07BE"/>
    <w:rsid w:val="00E15995"/>
    <w:rsid w:val="00E17938"/>
    <w:rsid w:val="00E43153"/>
    <w:rsid w:val="00E4409F"/>
    <w:rsid w:val="00E75DA9"/>
    <w:rsid w:val="00E75EBB"/>
    <w:rsid w:val="00E76367"/>
    <w:rsid w:val="00E8150A"/>
    <w:rsid w:val="00E87351"/>
    <w:rsid w:val="00EE1A7E"/>
    <w:rsid w:val="00EF1351"/>
    <w:rsid w:val="00EF2C76"/>
    <w:rsid w:val="00EF461F"/>
    <w:rsid w:val="00F17FE8"/>
    <w:rsid w:val="00F241E5"/>
    <w:rsid w:val="00F35AC7"/>
    <w:rsid w:val="00F507DD"/>
    <w:rsid w:val="00F56BE6"/>
    <w:rsid w:val="00F5793A"/>
    <w:rsid w:val="00F75F08"/>
    <w:rsid w:val="00F95228"/>
    <w:rsid w:val="00FA0FE3"/>
    <w:rsid w:val="00FC2842"/>
    <w:rsid w:val="00FC38E5"/>
    <w:rsid w:val="00FD3252"/>
    <w:rsid w:val="00FF3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29EFE"/>
  <w15:chartTrackingRefBased/>
  <w15:docId w15:val="{806D424D-029C-4393-9DDD-EEA7DC72B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1B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833A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4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Strong">
    <w:name w:val="Strong"/>
    <w:basedOn w:val="DefaultParagraphFont"/>
    <w:uiPriority w:val="22"/>
    <w:qFormat/>
    <w:rsid w:val="009640FB"/>
    <w:rPr>
      <w:b/>
      <w:bCs/>
    </w:rPr>
  </w:style>
  <w:style w:type="paragraph" w:styleId="ListParagraph">
    <w:name w:val="List Paragraph"/>
    <w:basedOn w:val="Normal"/>
    <w:uiPriority w:val="34"/>
    <w:qFormat/>
    <w:rsid w:val="003F10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61B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stationx.net/nmap-cheat-sheet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</TotalTime>
  <Pages>14</Pages>
  <Words>399</Words>
  <Characters>2276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sabah diiriye</dc:creator>
  <cp:keywords/>
  <dc:description/>
  <cp:lastModifiedBy>sabah diiriye</cp:lastModifiedBy>
  <cp:revision>152</cp:revision>
  <dcterms:created xsi:type="dcterms:W3CDTF">2023-08-28T01:01:00Z</dcterms:created>
  <dcterms:modified xsi:type="dcterms:W3CDTF">2023-08-28T22:31:00Z</dcterms:modified>
</cp:coreProperties>
</file>